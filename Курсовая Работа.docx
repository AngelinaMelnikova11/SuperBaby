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0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spacing w:line="30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Федеральное государственное автономное образовательное учреждение</w:t>
      </w:r>
    </w:p>
    <w:p w:rsidR="00000000" w:rsidDel="00000000" w:rsidP="00000000" w:rsidRDefault="00000000" w:rsidRPr="00000000" w14:paraId="00000003">
      <w:pPr>
        <w:spacing w:after="240" w:line="30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04">
      <w:pPr>
        <w:spacing w:after="280" w:line="30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«КАЗАНСКИЙ (ПРИВОЛЖСКИЙ) ФЕДЕРАЛЬНЫЙ УНИВЕРСИТЕТ»</w:t>
      </w:r>
    </w:p>
    <w:p w:rsidR="00000000" w:rsidDel="00000000" w:rsidP="00000000" w:rsidRDefault="00000000" w:rsidRPr="00000000" w14:paraId="00000005">
      <w:pPr>
        <w:spacing w:after="280" w:line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ИНСТИТУТ ВЫЧИСЛИТЕЛЬНОЙ МАТЕМАТИКИ И</w:t>
      </w:r>
    </w:p>
    <w:p w:rsidR="00000000" w:rsidDel="00000000" w:rsidP="00000000" w:rsidRDefault="00000000" w:rsidRPr="00000000" w14:paraId="00000006">
      <w:pPr>
        <w:spacing w:after="280" w:line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ИНФОРМАЦИОННЫХ ТЕХНОЛОГИЙ</w:t>
      </w:r>
    </w:p>
    <w:p w:rsidR="00000000" w:rsidDel="00000000" w:rsidP="00000000" w:rsidRDefault="00000000" w:rsidRPr="00000000" w14:paraId="00000007">
      <w:pPr>
        <w:spacing w:after="280" w:line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АНАЛИЗА ДАННЫХ И ИССЛЕДОВАНИЯ ОПЕРАЦИЙ</w:t>
      </w:r>
    </w:p>
    <w:p w:rsidR="00000000" w:rsidDel="00000000" w:rsidP="00000000" w:rsidRDefault="00000000" w:rsidRPr="00000000" w14:paraId="00000008">
      <w:pPr>
        <w:spacing w:after="280" w:line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Направление: 38.03.05 – «Бизнес-информатика»</w:t>
      </w:r>
    </w:p>
    <w:p w:rsidR="00000000" w:rsidDel="00000000" w:rsidP="00000000" w:rsidRDefault="00000000" w:rsidRPr="00000000" w14:paraId="00000009">
      <w:pPr>
        <w:spacing w:after="280" w:line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КУРСОВАЯ РАБОТА</w:t>
      </w:r>
    </w:p>
    <w:p w:rsidR="00000000" w:rsidDel="00000000" w:rsidP="00000000" w:rsidRDefault="00000000" w:rsidRPr="00000000" w14:paraId="0000000A">
      <w:pPr>
        <w:spacing w:after="280" w:line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300" w:lineRule="auto"/>
        <w:jc w:val="center"/>
        <w:rPr>
          <w:rFonts w:ascii="Times New Roman" w:cs="Times New Roman" w:eastAsia="Times New Roman" w:hAnsi="Times New Roman"/>
          <w:b w:val="1"/>
          <w:color w:val="171717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28"/>
          <w:szCs w:val="28"/>
          <w:rtl w:val="0"/>
        </w:rPr>
        <w:t xml:space="preserve">РАЗРАБОТКА WEB-СЕРВИСА СЕТИ ЧАСТНЫХ ДЕТСКИХ САДОВ </w:t>
      </w:r>
    </w:p>
    <w:p w:rsidR="00000000" w:rsidDel="00000000" w:rsidP="00000000" w:rsidRDefault="00000000" w:rsidRPr="00000000" w14:paraId="0000000C">
      <w:pPr>
        <w:spacing w:after="160" w:line="300" w:lineRule="auto"/>
        <w:jc w:val="center"/>
        <w:rPr>
          <w:rFonts w:ascii="Times New Roman" w:cs="Times New Roman" w:eastAsia="Times New Roman" w:hAnsi="Times New Roman"/>
          <w:b w:val="1"/>
          <w:color w:val="171717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80" w:line="30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3 курса</w:t>
      </w:r>
    </w:p>
    <w:p w:rsidR="00000000" w:rsidDel="00000000" w:rsidP="00000000" w:rsidRDefault="00000000" w:rsidRPr="00000000" w14:paraId="0000000F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Группы 09-101</w:t>
      </w:r>
    </w:p>
    <w:p w:rsidR="00000000" w:rsidDel="00000000" w:rsidP="00000000" w:rsidRDefault="00000000" w:rsidRPr="00000000" w14:paraId="00000010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«___»_____________ 2024 г.    __________________      Мельникова А. О.</w:t>
      </w:r>
    </w:p>
    <w:p w:rsidR="00000000" w:rsidDel="00000000" w:rsidP="00000000" w:rsidRDefault="00000000" w:rsidRPr="00000000" w14:paraId="00000011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Научный руководитель</w:t>
      </w:r>
    </w:p>
    <w:p w:rsidR="00000000" w:rsidDel="00000000" w:rsidP="00000000" w:rsidRDefault="00000000" w:rsidRPr="00000000" w14:paraId="00000013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Ассистент КАДиТП, б/с</w:t>
      </w:r>
    </w:p>
    <w:p w:rsidR="00000000" w:rsidDel="00000000" w:rsidP="00000000" w:rsidRDefault="00000000" w:rsidRPr="00000000" w14:paraId="00000014">
      <w:pPr>
        <w:spacing w:after="280" w:line="3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«___»_____________ 2024 г.    __________________      Ахметшина Д.И.</w:t>
      </w:r>
    </w:p>
    <w:p w:rsidR="00000000" w:rsidDel="00000000" w:rsidP="00000000" w:rsidRDefault="00000000" w:rsidRPr="00000000" w14:paraId="00000015">
      <w:pPr>
        <w:spacing w:after="280" w:line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Казань – 2024</w:t>
      </w:r>
    </w:p>
    <w:p w:rsidR="00000000" w:rsidDel="00000000" w:rsidP="00000000" w:rsidRDefault="00000000" w:rsidRPr="00000000" w14:paraId="00000017">
      <w:pPr>
        <w:keepNext w:val="1"/>
        <w:keepLines w:val="1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Содержание</w:t>
      </w:r>
    </w:p>
    <w:p w:rsidR="00000000" w:rsidDel="00000000" w:rsidP="00000000" w:rsidRDefault="00000000" w:rsidRPr="00000000" w14:paraId="00000018">
      <w:pPr>
        <w:keepNext w:val="1"/>
        <w:keepLines w:val="1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9b51x5jol5l6" w:id="1"/>
      <w:bookmarkEnd w:id="1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360" w:lineRule="auto"/>
            <w:jc w:val="both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360" w:lineRule="auto"/>
            <w:jc w:val="both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Анализ предметной области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360" w:lineRule="auto"/>
            <w:ind w:left="360" w:firstLine="0"/>
            <w:jc w:val="both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1.1. Анализ существующего web-сервиса сети частных детских садов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360" w:lineRule="auto"/>
            <w:ind w:left="360" w:firstLine="0"/>
            <w:jc w:val="both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8x2a11c90e0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1.2. Разработка технического задания для web-сервиса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360" w:lineRule="auto"/>
            <w:ind w:left="360" w:firstLine="0"/>
            <w:jc w:val="both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1.3. Выбор средств для разработки web-сервиса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360" w:lineRule="auto"/>
            <w:jc w:val="both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va3zrt2z2kdo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Проектирование и конструирование web-сервиса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360" w:lineRule="auto"/>
            <w:ind w:left="360" w:firstLine="0"/>
            <w:jc w:val="both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oa3awvhzyvsc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2.1. Разработка пользовательского интерфейса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360" w:lineRule="auto"/>
            <w:ind w:left="360" w:firstLine="0"/>
            <w:jc w:val="both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sk47eu6tbu6m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 Проектирование базы данных образовательной платформы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360" w:lineRule="auto"/>
            <w:ind w:left="360" w:firstLine="0"/>
            <w:jc w:val="both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i88iclbthl5u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2.3. Разработка клиентской части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360" w:lineRule="auto"/>
            <w:ind w:left="360" w:firstLine="0"/>
            <w:jc w:val="both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bprhpdgklip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2.4. Разработка серверной части платформы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360" w:lineRule="auto"/>
            <w:jc w:val="both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jrnzz3dcgo61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Тестирование web-сервиса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360" w:lineRule="auto"/>
            <w:ind w:left="360" w:firstLine="0"/>
            <w:jc w:val="both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z53oa1dq3nxw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3.1. Тестирование интерфейса web-сервиса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360" w:lineRule="auto"/>
            <w:ind w:left="360" w:firstLine="0"/>
            <w:jc w:val="both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tu2muqo1rg4s"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u w:val="none"/>
                <w:rtl w:val="0"/>
              </w:rPr>
              <w:t xml:space="preserve">3.2. Тестирование функционала web-сервиса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360" w:lineRule="auto"/>
            <w:jc w:val="both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2b6be2a9kftl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360" w:lineRule="auto"/>
            <w:jc w:val="both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1y810tw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использованных источников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360" w:lineRule="auto"/>
            <w:jc w:val="both"/>
            <w:rPr>
              <w:b w:val="1"/>
              <w:color w:val="000000"/>
              <w:u w:val="none"/>
            </w:rPr>
          </w:pPr>
          <w:hyperlink w:anchor="_4i7ojhp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1</w:t>
            </w:r>
          </w:hyperlink>
          <w:hyperlink w:anchor="_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9">
      <w:pPr>
        <w:pStyle w:val="Heading1"/>
        <w:spacing w:after="0" w:before="24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q7v999tznno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spacing w:after="0" w:before="24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ts81luzb2cg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pacing w:after="0" w:before="24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fob9te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3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современном мире автоматизация процессов стала играть значимую роль в повседневной жизни, в том числе и в образовательных учреждениях. Исключениями не стали и детские сады, поэтому разработка специализированного сайта для управления и организации работы сети частных детских садов в дальнейшем сможет упростить процессы взаимодействия с родителями, педагогическим персоналом и детьми.</w:t>
      </w:r>
    </w:p>
    <w:p w:rsidR="00000000" w:rsidDel="00000000" w:rsidP="00000000" w:rsidRDefault="00000000" w:rsidRPr="00000000" w14:paraId="0000003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Данный сайт имеет огромную актуальность в настоящее время, так как сейчас родители стали все больше внимания обращать на качество образования и заботу о своих детях. Он позволяет централизовать всю необходимую информацию, обеспечивает продуктивное управление, а также является эффективным инструментом для повышения качества образования в дошкольном возрасте.</w:t>
      </w:r>
    </w:p>
    <w:p w:rsidR="00000000" w:rsidDel="00000000" w:rsidP="00000000" w:rsidRDefault="00000000" w:rsidRPr="00000000" w14:paraId="0000003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данной курсовой работы заключается в создании платформы, которая позволит автоматизировать основные процессы детского сада, такие как ведение учета посещений и оценок, планирование занятий, обмен информацией с родителями, предоставление информации об основных аспектах и многое другое. Для разработки данного проекта планируется использовать современные технологии и подходы, чтобы сайт был удобен и эффективен в использовании как для администрации детского сада, так и для его клиентов.</w:t>
      </w:r>
    </w:p>
    <w:p w:rsidR="00000000" w:rsidDel="00000000" w:rsidP="00000000" w:rsidRDefault="00000000" w:rsidRPr="00000000" w14:paraId="00000034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выполнения данной цели были поставлены следующие задачи: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предметной области и потребностей детского сада;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обзор аналогичных сайтов детских садов;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определение основных функциональных требований к сайту;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составление технического задания к интерфейсу и функциям программы;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выбор программных средств реализации;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проектирование базы данных;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пользовательского интерфейса;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функционала системы;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fob9te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тестирование.</w:t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9x4dms69ndn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f3sli0nbqjww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uc1mm821b8vv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ze05jbduv4lm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yul53gh9nfk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md7dpkuuzj8l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6z9bbvkhz9d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ut6l32v88p6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wucsn96gmrno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utmeve18olxa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s4seyyi56gup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yi5mxyydcqyf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rix4prfqkuud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inskbrd0i64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6icmf0vgg4f7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pbgh4ccv0j4m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vztcyizifkoj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6s53bku4hyr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d44cgmrno90j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orrbb1o68lmk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tdqw6vj9qqxk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z03hirbs9qss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uxt35wujs3v4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numPr>
          <w:ilvl w:val="0"/>
          <w:numId w:val="2"/>
        </w:numPr>
        <w:spacing w:after="0" w:before="240" w:line="360" w:lineRule="auto"/>
        <w:ind w:left="360"/>
        <w:jc w:val="center"/>
        <w:rPr/>
      </w:pPr>
      <w:bookmarkStart w:colFirst="0" w:colLast="0" w:name="_3znysh7" w:id="28"/>
      <w:bookmarkEnd w:id="2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предметной области</w:t>
      </w:r>
    </w:p>
    <w:p w:rsidR="00000000" w:rsidDel="00000000" w:rsidP="00000000" w:rsidRDefault="00000000" w:rsidRPr="00000000" w14:paraId="00000056">
      <w:pPr>
        <w:spacing w:line="360" w:lineRule="auto"/>
        <w:ind w:left="360" w:firstLine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web-сервиса для сети частных детских садов является важным шагом для улучшения качества услуг и удобства для родителей. web-сервис позволяет автоматизировать процессы управления детским садом, обеспечивая родителям доступ к информации о провождении времени детей в саду, питании и других важных темах.</w:t>
      </w:r>
    </w:p>
    <w:p w:rsidR="00000000" w:rsidDel="00000000" w:rsidP="00000000" w:rsidRDefault="00000000" w:rsidRPr="00000000" w14:paraId="00000057">
      <w:pPr>
        <w:spacing w:line="360" w:lineRule="auto"/>
        <w:ind w:left="360" w:firstLine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web-сервиса требует анализ и учет особенностей работы детского сада, включая безопасность данных, доступность сервиса для родителей и простота в использовании интерфейса. Необходимо также, чтобы сайт обеспечивал соответствие сервиса законодательству о защите персональных данных и информационной безопасности.</w:t>
      </w:r>
    </w:p>
    <w:p w:rsidR="00000000" w:rsidDel="00000000" w:rsidP="00000000" w:rsidRDefault="00000000" w:rsidRPr="00000000" w14:paraId="0000005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numPr>
          <w:ilvl w:val="1"/>
          <w:numId w:val="2"/>
        </w:numPr>
        <w:spacing w:after="0" w:before="40" w:line="360" w:lineRule="auto"/>
        <w:ind w:left="792" w:hanging="432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tyjcwt" w:id="29"/>
      <w:bookmarkEnd w:id="2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существующего web-сервиса сети частных детских садов</w:t>
      </w:r>
    </w:p>
    <w:p w:rsidR="00000000" w:rsidDel="00000000" w:rsidP="00000000" w:rsidRDefault="00000000" w:rsidRPr="00000000" w14:paraId="0000005A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данный момент существуют различные web-сервисы для частных детских садов, у каждого из которых присутствуют свои плюсы и минусы. Для анализа был выбран детский сад “Светлячок”.</w:t>
      </w:r>
    </w:p>
    <w:p w:rsidR="00000000" w:rsidDel="00000000" w:rsidP="00000000" w:rsidRDefault="00000000" w:rsidRPr="00000000" w14:paraId="0000005B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Плюсы дизайна и удобства сайта частного детского садика "Светлячок":</w:t>
      </w:r>
    </w:p>
    <w:p w:rsidR="00000000" w:rsidDel="00000000" w:rsidP="00000000" w:rsidRDefault="00000000" w:rsidRPr="00000000" w14:paraId="0000005C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Наличие страницы "О нас", на которой представлена информация о истории садика, его ценностях и миссии, что помогает родителям лучше понять философию учреждения.</w:t>
      </w:r>
    </w:p>
    <w:p w:rsidR="00000000" w:rsidDel="00000000" w:rsidP="00000000" w:rsidRDefault="00000000" w:rsidRPr="00000000" w14:paraId="0000005D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Информация о расписании занятий, педагогическом составе, ценах, акциях и контактной информации представлена в доступной форме, что упрощает ориентацию на сайте.</w:t>
      </w:r>
    </w:p>
    <w:p w:rsidR="00000000" w:rsidDel="00000000" w:rsidP="00000000" w:rsidRDefault="00000000" w:rsidRPr="00000000" w14:paraId="0000005E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Наличие фотографий счастливых детей на занятиях и мероприятиях создает атмосферу безопасности и профессионализма педагогов.</w:t>
      </w:r>
    </w:p>
    <w:p w:rsidR="00000000" w:rsidDel="00000000" w:rsidP="00000000" w:rsidRDefault="00000000" w:rsidRPr="00000000" w14:paraId="0000005F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Простая и интуитивно понятная навигация по сайту позволяет быстро найти необходимую информацию, такую как галерея фотографий, видеоотчеты о мероприятиях и контактная информация.</w:t>
      </w:r>
    </w:p>
    <w:p w:rsidR="00000000" w:rsidDel="00000000" w:rsidP="00000000" w:rsidRDefault="00000000" w:rsidRPr="00000000" w14:paraId="00000060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Наличие раздела с полезными статьями, советами для родителей или рекомендациями по воспитанию и обучению детей может быть полезным дополнением, обогающим информационное содержание сайта.</w:t>
      </w:r>
    </w:p>
    <w:p w:rsidR="00000000" w:rsidDel="00000000" w:rsidP="00000000" w:rsidRDefault="00000000" w:rsidRPr="00000000" w14:paraId="00000061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Минусы дизайна и удобства сайта частного детского садика "Светлячок":</w:t>
      </w:r>
    </w:p>
    <w:p w:rsidR="00000000" w:rsidDel="00000000" w:rsidP="00000000" w:rsidRDefault="00000000" w:rsidRPr="00000000" w14:paraId="00000062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Неудовлетворительное время загрузки страниц сайта из-за избыточного использования графики или сложных анимированных элементов, что может ослабить интерес посетителей и привести к потере пользователей.</w:t>
      </w:r>
    </w:p>
    <w:p w:rsidR="00000000" w:rsidDel="00000000" w:rsidP="00000000" w:rsidRDefault="00000000" w:rsidRPr="00000000" w14:paraId="00000063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Отсутствие механизмов онлайн-записи на собеседование или занятия, а также формы обратной связи на сайте, ограничивает возможности взаимодействия с учреждением.</w:t>
      </w:r>
    </w:p>
    <w:p w:rsidR="00000000" w:rsidDel="00000000" w:rsidP="00000000" w:rsidRDefault="00000000" w:rsidRPr="00000000" w14:paraId="00000064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Неадаптированность сайта для мобильных устройств создает неудобства при просмотре на смартфонах и планшетах, что может снизить удобство использования.</w:t>
      </w:r>
    </w:p>
    <w:p w:rsidR="00000000" w:rsidDel="00000000" w:rsidP="00000000" w:rsidRDefault="00000000" w:rsidRPr="00000000" w14:paraId="00000065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Отсутствие раздела с отзывами родителей и рекомендациями о работе садика ограничивает возможности получения обратной связи и информации о реальном опыте других клиентов.</w:t>
      </w:r>
    </w:p>
    <w:p w:rsidR="00000000" w:rsidDel="00000000" w:rsidP="00000000" w:rsidRDefault="00000000" w:rsidRPr="00000000" w14:paraId="00000066">
      <w:pPr>
        <w:ind w:left="79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numPr>
          <w:ilvl w:val="1"/>
          <w:numId w:val="2"/>
        </w:numPr>
        <w:spacing w:after="0" w:before="40" w:line="360" w:lineRule="auto"/>
        <w:ind w:left="792" w:hanging="432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8x2a11c90e0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Разработка технического задания для web-сервиса</w:t>
      </w:r>
    </w:p>
    <w:p w:rsidR="00000000" w:rsidDel="00000000" w:rsidP="00000000" w:rsidRDefault="00000000" w:rsidRPr="00000000" w14:paraId="0000006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Разрабатываемый сайт предназначен для помощи администрации в управлении детским садом, родителям в получение всей необходимой информации, а также для облегчения взаимодействия воспитателя с родителями.</w:t>
      </w:r>
    </w:p>
    <w:p w:rsidR="00000000" w:rsidDel="00000000" w:rsidP="00000000" w:rsidRDefault="00000000" w:rsidRPr="00000000" w14:paraId="0000006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целевую аудиторию сайта частных детских садов входят родители и опекуны детей в возрасте от года до шести лет, которые заинтересованы в качественном дошкольном образовании и заботе о своих детях в рабочее для них время. Предполагается, что сайт будет использован администрацией и воспитателями сада.</w:t>
      </w:r>
    </w:p>
    <w:p w:rsidR="00000000" w:rsidDel="00000000" w:rsidP="00000000" w:rsidRDefault="00000000" w:rsidRPr="00000000" w14:paraId="0000006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Следовательно, можно выдвинуть следующие функциональные требования: 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взаимодействие с web-сервисом будет происходить через пользовательский интерфейс, поэтому он должен быть понятен на интуитивном уровне и удобен в использовании;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предоставление разделов информацией, необходимой для пользователя определенной роли;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 нового пользователя с возможностью последующего входа в свою учетную запись;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учетной записи, а именно смена пароля;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наличие формы для подачи заявки на прием ребенка в сад;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отслеживать достижение своего ребенка;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предоставить доступ к общению с другими родителями группы и воспитателем;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доступ для воспитателя к созданию учебного плана и проставлении оценок;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аккаунтами и важной информацией сайта через личный кабинет администрации;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адаптивный дизайн для удобного просмотра на любых устройствах;</w:t>
      </w:r>
    </w:p>
    <w:p w:rsidR="00000000" w:rsidDel="00000000" w:rsidP="00000000" w:rsidRDefault="00000000" w:rsidRPr="00000000" w14:paraId="0000007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 нефункциональным требованиям относятся: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Надежность: web-сервис должен загружаться быстро и работать без сбоев;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Безопасность: web-сервис должен быть безопасным и защищенным от взломов и кибератак;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Эффективность: web-сервис должен обеспечивать быстрый доступ к возможностям сайта; 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Удобность: web-сервис должен иметь уникальный и привлекательный интерфейс, понятный для пользователя любого уровня подготовки.</w:t>
      </w:r>
    </w:p>
    <w:p w:rsidR="00000000" w:rsidDel="00000000" w:rsidP="00000000" w:rsidRDefault="00000000" w:rsidRPr="00000000" w14:paraId="0000007A">
      <w:pPr>
        <w:spacing w:after="16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Передо мной стоит задача разработать сайт с клиентской и серверной частью. Для клиентской части будет использоваться HTML, CSS, JavaScript для верстки и создания интерактивных элементов. Для реализации серверной части будет использован популярный язык программирования - PHP.  В качестве базы данных выбор был сделан в пользу MySQL.</w:t>
      </w:r>
    </w:p>
    <w:p w:rsidR="00000000" w:rsidDel="00000000" w:rsidP="00000000" w:rsidRDefault="00000000" w:rsidRPr="00000000" w14:paraId="0000007B">
      <w:pPr>
        <w:spacing w:after="16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numPr>
          <w:ilvl w:val="1"/>
          <w:numId w:val="2"/>
        </w:numPr>
        <w:spacing w:after="0" w:before="40" w:line="360" w:lineRule="auto"/>
        <w:ind w:left="792" w:hanging="432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t3h5sf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Выбор средств для разработки web-сервиса</w:t>
      </w:r>
    </w:p>
    <w:p w:rsidR="00000000" w:rsidDel="00000000" w:rsidP="00000000" w:rsidRDefault="00000000" w:rsidRPr="00000000" w14:paraId="0000007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успешной разработки web-приложений необходимо ответственно подбирать инструменты, которые будут способствовать высокой производительностью программистов, быструю реакцию и удобство использования для конечного пользователя.</w:t>
      </w:r>
    </w:p>
    <w:p w:rsidR="00000000" w:rsidDel="00000000" w:rsidP="00000000" w:rsidRDefault="00000000" w:rsidRPr="00000000" w14:paraId="0000007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разработке данного проекта будут использованы следующие средства и технологии:</w:t>
      </w:r>
    </w:p>
    <w:p w:rsidR="00000000" w:rsidDel="00000000" w:rsidP="00000000" w:rsidRDefault="00000000" w:rsidRPr="00000000" w14:paraId="0000007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MAMP - это комплект софта, который устанавливается из одного пакета, сам настраивается и превращает ваш компьютер в локальный сервер для разработки и тестирования сайтов[1]. Он обеспечивает простоту установки и настройки всех необходимых компонентов для работы с web-приложениями, а также обладает удобным пользовательским интерфейсом, что делает его идеальным инструментом для обучающихся web-разработчиков.</w:t>
      </w:r>
    </w:p>
    <w:p w:rsidR="00000000" w:rsidDel="00000000" w:rsidP="00000000" w:rsidRDefault="00000000" w:rsidRPr="00000000" w14:paraId="0000008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Visual Studio Code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от компании Майкрософт позволяет писать, форматировать, а также редактировать код на самых разных языках разработки[2]. Он также поддерживает PHP, HTML, CSS, JavaScript, к тому же обладает широким набором функций и плагинов, что делает его хорошим выбором для разработки web-сервиса.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PHP - это распространенный язык программирования общего назначения с открытым исходным кодом. PHP специально сконструирован для web-разработок и его код может внедряться непосредственно в HTML[3]. Он позволяет обрабатывать данные форм и взаимодействовать с базой данных, а также является довольно гибким языком, что помогает в решении многих задач.</w:t>
      </w:r>
    </w:p>
    <w:p w:rsidR="00000000" w:rsidDel="00000000" w:rsidP="00000000" w:rsidRDefault="00000000" w:rsidRPr="00000000" w14:paraId="0000008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HTML и CSS - популярные языки разметки и стилей в разработке web-страниц, которые позволяют создать красивый и функциональный дизайн.</w:t>
      </w:r>
    </w:p>
    <w:p w:rsidR="00000000" w:rsidDel="00000000" w:rsidP="00000000" w:rsidRDefault="00000000" w:rsidRPr="00000000" w14:paraId="0000008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JavaScript - язык программирования, с помощью которого можно добавить на сайт интерактивность, создавать анимацию, что делает web-страницы более привлекательными для пользователей.</w:t>
      </w:r>
    </w:p>
    <w:p w:rsidR="00000000" w:rsidDel="00000000" w:rsidP="00000000" w:rsidRDefault="00000000" w:rsidRPr="00000000" w14:paraId="0000008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 целом, сочетание всех этих средств помогут мне в создании качественного и удобного web-сервиса для сети частных детских садов.</w:t>
      </w:r>
    </w:p>
    <w:p w:rsidR="00000000" w:rsidDel="00000000" w:rsidP="00000000" w:rsidRDefault="00000000" w:rsidRPr="00000000" w14:paraId="0000008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numPr>
          <w:ilvl w:val="0"/>
          <w:numId w:val="2"/>
        </w:numPr>
        <w:spacing w:after="0" w:before="240" w:line="360" w:lineRule="auto"/>
        <w:ind w:left="360"/>
        <w:jc w:val="center"/>
        <w:rPr/>
      </w:pPr>
      <w:bookmarkStart w:colFirst="0" w:colLast="0" w:name="_va3zrt2z2kdo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Проектирование и конструирование web-сервиса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проектирования сайта была выбрана клиент-серверная архитектура. В данной архитектуре задачи распределены между клиентами и серверами. Они взаимодействуют друг с другом для передачи данных и отображения контента.</w:t>
      </w:r>
    </w:p>
    <w:p w:rsidR="00000000" w:rsidDel="00000000" w:rsidP="00000000" w:rsidRDefault="00000000" w:rsidRPr="00000000" w14:paraId="00000094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Клиент - это устройства или приложения, которые работают на компьютере пользователя и запрашивают информацию или действие у сервера. Сервер, в свою очередь, представляет собой компьютер, который предоставляет запрашиваемые данные и услуги.</w:t>
      </w:r>
    </w:p>
    <w:p w:rsidR="00000000" w:rsidDel="00000000" w:rsidP="00000000" w:rsidRDefault="00000000" w:rsidRPr="00000000" w14:paraId="0000009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Клиент-серверная архитектура позволяет распределить нагрузку на сервер и может масштабироваться, обладает централизованным управлением, надежностью и безопасностью. Все эти качества делают данную архитектуру наиболее привлекательной для разработки web-сервиса. </w:t>
      </w:r>
    </w:p>
    <w:p w:rsidR="00000000" w:rsidDel="00000000" w:rsidP="00000000" w:rsidRDefault="00000000" w:rsidRPr="00000000" w14:paraId="00000096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проектирование и конструирование web-сервиса довольно трудоемкий процесс, который требует множество знаний и навыков в различных областях. Однако при правильном проектировании можно добиться поставленных задач и создать эффективный сервис, который будет удовлетворять потребности пользователей.</w:t>
      </w:r>
    </w:p>
    <w:p w:rsidR="00000000" w:rsidDel="00000000" w:rsidP="00000000" w:rsidRDefault="00000000" w:rsidRPr="00000000" w14:paraId="00000097">
      <w:pPr>
        <w:pStyle w:val="Heading2"/>
        <w:ind w:left="0" w:firstLine="0"/>
        <w:rPr/>
      </w:pPr>
      <w:bookmarkStart w:colFirst="0" w:colLast="0" w:name="_ioue3c9wp0es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numPr>
          <w:ilvl w:val="1"/>
          <w:numId w:val="2"/>
        </w:numPr>
        <w:ind w:left="792" w:hanging="432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oa3awvhzyvsc" w:id="34"/>
      <w:bookmarkEnd w:id="34"/>
      <w:r w:rsidDel="00000000" w:rsidR="00000000" w:rsidRPr="00000000">
        <w:rPr>
          <w:rtl w:val="0"/>
        </w:rPr>
        <w:t xml:space="preserve"> Разработка пользовательского интерфейса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Пользовательский интерфейс (UI) - это та часть сервиса, с которой пользователь непосредственно взаимодействует для работы с ним. Он включает в себя все элементы, которые видимы для пользователя. Это могут быть окна, кнопки, меню и так далее. Все эти элементы предназначены для помощи пользователю в управлении сервисом, с вводом данных, просматриванием информации и выполнением различных действий. </w:t>
      </w:r>
    </w:p>
    <w:p w:rsidR="00000000" w:rsidDel="00000000" w:rsidP="00000000" w:rsidRDefault="00000000" w:rsidRPr="00000000" w14:paraId="0000009A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Один из важных аспектов UI - это его удобство использования. Хороший пользовательский интерфейс должен быть интуитивно понятным, удобным и эффективным. </w:t>
      </w:r>
    </w:p>
    <w:p w:rsidR="00000000" w:rsidDel="00000000" w:rsidP="00000000" w:rsidRDefault="00000000" w:rsidRPr="00000000" w14:paraId="0000009B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открытие сайта пользователю доступна главная страница. В верхнем правом углу расположены две иконки: одна из них переносит пользователя на форму входа, а другая - на форму регистрации. Также здесь находится навигационная панель(Рисунок 1).</w:t>
      </w:r>
    </w:p>
    <w:p w:rsidR="00000000" w:rsidDel="00000000" w:rsidP="00000000" w:rsidRDefault="00000000" w:rsidRPr="00000000" w14:paraId="0000009C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 Главная страница</w:t>
      </w:r>
    </w:p>
    <w:p w:rsidR="00000000" w:rsidDel="00000000" w:rsidP="00000000" w:rsidRDefault="00000000" w:rsidRPr="00000000" w14:paraId="0000009E">
      <w:pPr>
        <w:spacing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этой странице, пролистнув страницу ниже, можно найти распорядок дня в детском саду(Рисунок 2).</w:t>
      </w:r>
    </w:p>
    <w:p w:rsidR="00000000" w:rsidDel="00000000" w:rsidP="00000000" w:rsidRDefault="00000000" w:rsidRPr="00000000" w14:paraId="000000A0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2. Распорядок дня</w:t>
      </w:r>
    </w:p>
    <w:p w:rsidR="00000000" w:rsidDel="00000000" w:rsidP="00000000" w:rsidRDefault="00000000" w:rsidRPr="00000000" w14:paraId="000000A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Кликая на заголовки навигационной панели, пользователь может перемещаться в соответствующие страницы. </w:t>
      </w:r>
    </w:p>
    <w:p w:rsidR="00000000" w:rsidDel="00000000" w:rsidP="00000000" w:rsidRDefault="00000000" w:rsidRPr="00000000" w14:paraId="000000A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разделе меню, расположено предполагаемое питание для детей, которое действительно только определенный период(Рисунок 3).</w:t>
      </w:r>
    </w:p>
    <w:p w:rsidR="00000000" w:rsidDel="00000000" w:rsidP="00000000" w:rsidRDefault="00000000" w:rsidRPr="00000000" w14:paraId="000000A4">
      <w:pPr>
        <w:spacing w:line="360" w:lineRule="auto"/>
        <w:ind w:left="-566.9291338582675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44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3. Меню</w:t>
      </w:r>
    </w:p>
    <w:p w:rsidR="00000000" w:rsidDel="00000000" w:rsidP="00000000" w:rsidRDefault="00000000" w:rsidRPr="00000000" w14:paraId="000000A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справке расположены вопросы, которыми родители чаще всего интересуются(Рисунок 4).</w:t>
      </w:r>
    </w:p>
    <w:p w:rsidR="00000000" w:rsidDel="00000000" w:rsidP="00000000" w:rsidRDefault="00000000" w:rsidRPr="00000000" w14:paraId="000000A7">
      <w:pPr>
        <w:spacing w:line="360" w:lineRule="auto"/>
        <w:ind w:left="-566.9291338582675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4. Справка</w:t>
      </w:r>
    </w:p>
    <w:p w:rsidR="00000000" w:rsidDel="00000000" w:rsidP="00000000" w:rsidRDefault="00000000" w:rsidRPr="00000000" w14:paraId="000000A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последней странице навигационной панели расположен баннер “Госуслуги. Решаем вместе”. Он позволяет пользователям сообщить об имеющихся проблемах или написать о своих предложениях по улучшению (Рисунок 5).</w:t>
      </w:r>
    </w:p>
    <w:p w:rsidR="00000000" w:rsidDel="00000000" w:rsidP="00000000" w:rsidRDefault="00000000" w:rsidRPr="00000000" w14:paraId="000000AA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5. Госуслуги</w:t>
      </w:r>
    </w:p>
    <w:p w:rsidR="00000000" w:rsidDel="00000000" w:rsidP="00000000" w:rsidRDefault="00000000" w:rsidRPr="00000000" w14:paraId="000000AC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Кликая на иконку в правом левом углу, пользователю предлагается зарегистрироваться (Рисунок 6). Если введенная почта ранее использовалась или пароли не совпадают, система предупредит об этом пользователя.</w:t>
      </w:r>
    </w:p>
    <w:p w:rsidR="00000000" w:rsidDel="00000000" w:rsidP="00000000" w:rsidRDefault="00000000" w:rsidRPr="00000000" w14:paraId="000000AE">
      <w:pPr>
        <w:spacing w:line="360" w:lineRule="auto"/>
        <w:ind w:left="-566.9291338582675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6. Страница регистрации</w:t>
      </w:r>
    </w:p>
    <w:p w:rsidR="00000000" w:rsidDel="00000000" w:rsidP="00000000" w:rsidRDefault="00000000" w:rsidRPr="00000000" w14:paraId="000000B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Нажимая на иконку с дверью, пользователю предлагается авторизоваться (Рисунок 7). В случае если пользователь не был зарегистрирован ранее или ввел неверный логин или пароль, у него выйдет соответствующее сообщение. Иначе он перейдет в свою учетную запись. Пользователю также предоставлена возможность поменять пароль, если он забыл его, для этого необходимо оставить свою почту, затем администратор пришлет новый пароль (Рисунок 8).</w:t>
      </w:r>
    </w:p>
    <w:p w:rsidR="00000000" w:rsidDel="00000000" w:rsidP="00000000" w:rsidRDefault="00000000" w:rsidRPr="00000000" w14:paraId="000000B1">
      <w:pPr>
        <w:spacing w:line="360" w:lineRule="auto"/>
        <w:ind w:left="-566.9291338582675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7. Страница авторизации</w:t>
      </w:r>
    </w:p>
    <w:p w:rsidR="00000000" w:rsidDel="00000000" w:rsidP="00000000" w:rsidRDefault="00000000" w:rsidRPr="00000000" w14:paraId="000000B3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8. Восстановление пароля</w:t>
      </w:r>
    </w:p>
    <w:p w:rsidR="00000000" w:rsidDel="00000000" w:rsidP="00000000" w:rsidRDefault="00000000" w:rsidRPr="00000000" w14:paraId="000000B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администрации, у воспитателя и у родителя немного различается функционал личного кабинета. Для начала рассмотрим интерфейс учетной записи админа. С правой стороны окна находится карточка с краткой информацией об аккаунте и формой изменения пароля. С левой стороны располагается меню (Рисунок 8). </w:t>
      </w:r>
    </w:p>
    <w:p w:rsidR="00000000" w:rsidDel="00000000" w:rsidP="00000000" w:rsidRDefault="00000000" w:rsidRPr="00000000" w14:paraId="000000B6">
      <w:pPr>
        <w:spacing w:line="360" w:lineRule="auto"/>
        <w:ind w:left="-566.9291338582675" w:firstLine="720"/>
        <w:jc w:val="left"/>
        <w:rPr>
          <w:ins w:author="Ангелина Мельникова" w:id="0" w:date="2024-05-19T17:30:20Z"/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72113" cy="3117832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3117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Ангелина Мельникова" w:id="0" w:date="2024-05-19T17:30:20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B7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8. Личный кабинет администратора</w:t>
      </w:r>
    </w:p>
    <w:p w:rsidR="00000000" w:rsidDel="00000000" w:rsidP="00000000" w:rsidRDefault="00000000" w:rsidRPr="00000000" w14:paraId="000000B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нажать на элемент меню “Новые заявки”, то администратор переходит на страницу со всеми заявками детей в этот сад. Здесь он может управлять ими: принять или отклонить (Рисунок 9).</w:t>
      </w:r>
    </w:p>
    <w:p w:rsidR="00000000" w:rsidDel="00000000" w:rsidP="00000000" w:rsidRDefault="00000000" w:rsidRPr="00000000" w14:paraId="000000B9">
      <w:pPr>
        <w:spacing w:line="360" w:lineRule="auto"/>
        <w:ind w:left="-566.9291338582675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9. Новые заявки </w:t>
      </w:r>
    </w:p>
    <w:p w:rsidR="00000000" w:rsidDel="00000000" w:rsidP="00000000" w:rsidRDefault="00000000" w:rsidRPr="00000000" w14:paraId="000000B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Когда администратор принимает заявку, ему выходит сообщение о том, что ребенка надо добавить в группу, и его перенаправляет на страницу “Управление группами”. Здесь администратор имеет возможность создавать новую группу или управлять существующей (Рисунок 10).</w:t>
      </w:r>
    </w:p>
    <w:p w:rsidR="00000000" w:rsidDel="00000000" w:rsidP="00000000" w:rsidRDefault="00000000" w:rsidRPr="00000000" w14:paraId="000000BC">
      <w:pPr>
        <w:spacing w:line="360" w:lineRule="auto"/>
        <w:ind w:left="-566.9291338582675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766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10. Управление группами</w:t>
      </w:r>
    </w:p>
    <w:p w:rsidR="00000000" w:rsidDel="00000000" w:rsidP="00000000" w:rsidRDefault="00000000" w:rsidRPr="00000000" w14:paraId="000000B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У администратора также есть возможность создавать аккаунты для воспитателей (Рисунок 11). Но помимо управления аккаунтами преподавателей у администрации есть возможность контролировать и учетные записи других пользователей (Рисунок 12).</w:t>
      </w:r>
    </w:p>
    <w:p w:rsidR="00000000" w:rsidDel="00000000" w:rsidP="00000000" w:rsidRDefault="00000000" w:rsidRPr="00000000" w14:paraId="000000BF">
      <w:pPr>
        <w:spacing w:line="360" w:lineRule="auto"/>
        <w:ind w:left="-283.46456692913375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11. Добавление воспитателя</w:t>
      </w:r>
    </w:p>
    <w:p w:rsidR="00000000" w:rsidDel="00000000" w:rsidP="00000000" w:rsidRDefault="00000000" w:rsidRPr="00000000" w14:paraId="000000C1">
      <w:pPr>
        <w:spacing w:line="360" w:lineRule="auto"/>
        <w:ind w:left="-283.4645669291337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12. Управление аккаунтами</w:t>
      </w:r>
    </w:p>
    <w:p w:rsidR="00000000" w:rsidDel="00000000" w:rsidP="00000000" w:rsidRDefault="00000000" w:rsidRPr="00000000" w14:paraId="000000C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Когда пользователь восстанавливает пароль, заявка приходит администратору. Он и устанавливает новый пароль для учетной записи пользователя (Рисунок 13).</w:t>
      </w:r>
    </w:p>
    <w:p w:rsidR="00000000" w:rsidDel="00000000" w:rsidP="00000000" w:rsidRDefault="00000000" w:rsidRPr="00000000" w14:paraId="000000C4">
      <w:pPr>
        <w:spacing w:line="360" w:lineRule="auto"/>
        <w:ind w:left="-566.9291338582677" w:firstLine="283.464566929133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13. Заявки на изменения пароля</w:t>
      </w:r>
    </w:p>
    <w:p w:rsidR="00000000" w:rsidDel="00000000" w:rsidP="00000000" w:rsidRDefault="00000000" w:rsidRPr="00000000" w14:paraId="000000C6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кабинете администратора также происходит изменения меню, затем актуальное меню отображается на странице питание (Рисунок 14). </w:t>
      </w:r>
    </w:p>
    <w:p w:rsidR="00000000" w:rsidDel="00000000" w:rsidP="00000000" w:rsidRDefault="00000000" w:rsidRPr="00000000" w14:paraId="000000C7">
      <w:pPr>
        <w:spacing w:line="360" w:lineRule="auto"/>
        <w:ind w:left="-850.3937007874016" w:right="-324.3307086614169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ind w:left="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14. Управление меню</w:t>
      </w:r>
    </w:p>
    <w:p w:rsidR="00000000" w:rsidDel="00000000" w:rsidP="00000000" w:rsidRDefault="00000000" w:rsidRPr="00000000" w14:paraId="000000C9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Администрация сада может с легкостью отслеживать посещаемость и успеваемость (Рисунок 15 и 16). У график успеваемости есть возможность скачать его в формате Excel.</w:t>
      </w:r>
    </w:p>
    <w:p w:rsidR="00000000" w:rsidDel="00000000" w:rsidP="00000000" w:rsidRDefault="00000000" w:rsidRPr="00000000" w14:paraId="000000CA">
      <w:pPr>
        <w:spacing w:line="360" w:lineRule="auto"/>
        <w:ind w:left="-566.9291338582675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ind w:left="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15. График посещаемости</w:t>
      </w:r>
    </w:p>
    <w:p w:rsidR="00000000" w:rsidDel="00000000" w:rsidP="00000000" w:rsidRDefault="00000000" w:rsidRPr="00000000" w14:paraId="000000CC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766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16. График успеваемости</w:t>
      </w:r>
    </w:p>
    <w:p w:rsidR="00000000" w:rsidDel="00000000" w:rsidP="00000000" w:rsidRDefault="00000000" w:rsidRPr="00000000" w14:paraId="000000CE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может посмотреть полную сводку по группе за определенный период, также скачать ее в формате Excel (Рисунок 17).</w:t>
      </w:r>
    </w:p>
    <w:p w:rsidR="00000000" w:rsidDel="00000000" w:rsidP="00000000" w:rsidRDefault="00000000" w:rsidRPr="00000000" w14:paraId="000000CF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17. Полная сводка</w:t>
      </w:r>
    </w:p>
    <w:p w:rsidR="00000000" w:rsidDel="00000000" w:rsidP="00000000" w:rsidRDefault="00000000" w:rsidRPr="00000000" w14:paraId="000000D1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переходим к личному кабинету родителя. Информация о профиле и форма изменения пароля аналогичны тому, как они выглядят в учетной записи администратора. После авторизации родитель может оставить заявку на принятие ребенка в детский сад на странице “Главная”, заполнив форму (Рисунок 18).</w:t>
      </w:r>
    </w:p>
    <w:p w:rsidR="00000000" w:rsidDel="00000000" w:rsidP="00000000" w:rsidRDefault="00000000" w:rsidRPr="00000000" w14:paraId="000000D2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78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18. Подача заявки</w:t>
      </w:r>
    </w:p>
    <w:p w:rsidR="00000000" w:rsidDel="00000000" w:rsidP="00000000" w:rsidRDefault="00000000" w:rsidRPr="00000000" w14:paraId="000000D4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личном кабинете пользователь может отслеживать статус своих заявок, а также управлять ими (Рисунок 19).</w:t>
      </w:r>
    </w:p>
    <w:p w:rsidR="00000000" w:rsidDel="00000000" w:rsidP="00000000" w:rsidRDefault="00000000" w:rsidRPr="00000000" w14:paraId="000000D5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971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19. Заявки пользователя</w:t>
      </w:r>
    </w:p>
    <w:p w:rsidR="00000000" w:rsidDel="00000000" w:rsidP="00000000" w:rsidRDefault="00000000" w:rsidRPr="00000000" w14:paraId="000000D7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ребенка пользователя определили в группу, то в личном кабинете он может отслеживать успеваемость своего ребенка, а также имеет доступ к чату группы (Рисунок 20). </w:t>
      </w:r>
    </w:p>
    <w:p w:rsidR="00000000" w:rsidDel="00000000" w:rsidP="00000000" w:rsidRDefault="00000000" w:rsidRPr="00000000" w14:paraId="000000D8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20. Личный кабинет родителя</w:t>
      </w:r>
    </w:p>
    <w:p w:rsidR="00000000" w:rsidDel="00000000" w:rsidP="00000000" w:rsidRDefault="00000000" w:rsidRPr="00000000" w14:paraId="000000DA">
      <w:pPr>
        <w:spacing w:line="360" w:lineRule="auto"/>
        <w:ind w:left="153.07086614173244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странице с успеваемостью родитель может увидеть успехи своего ребенка, какие занятия были, а также замечания от воспитателя (Рисунок 21).</w:t>
      </w:r>
    </w:p>
    <w:p w:rsidR="00000000" w:rsidDel="00000000" w:rsidP="00000000" w:rsidRDefault="00000000" w:rsidRPr="00000000" w14:paraId="000000DB">
      <w:pPr>
        <w:spacing w:line="360" w:lineRule="auto"/>
        <w:ind w:left="-566.9291338582675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21. Успеваемость</w:t>
      </w:r>
    </w:p>
    <w:p w:rsidR="00000000" w:rsidDel="00000000" w:rsidP="00000000" w:rsidRDefault="00000000" w:rsidRPr="00000000" w14:paraId="000000DD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Чат группы выглядит следующим образом (Рисунок 22). Здесь родители могут присылать различные файлы, задавать интересующие вопросы воспитателю, а также общаться с другими родителями по поводу общих вопросов.</w:t>
      </w:r>
    </w:p>
    <w:p w:rsidR="00000000" w:rsidDel="00000000" w:rsidP="00000000" w:rsidRDefault="00000000" w:rsidRPr="00000000" w14:paraId="000000DE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22. Чат группы</w:t>
      </w:r>
    </w:p>
    <w:p w:rsidR="00000000" w:rsidDel="00000000" w:rsidP="00000000" w:rsidRDefault="00000000" w:rsidRPr="00000000" w14:paraId="000000E0">
      <w:pPr>
        <w:spacing w:line="360" w:lineRule="auto"/>
        <w:ind w:left="-566.9291338582675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 личного кабинета родителя и воспитателя схожи (Рисунок 23). Однако у воспитателя есть возможность управлять занятиями, он может создавать новые занятия и управлять группой на этом занятии (Рисунок 24).</w:t>
      </w:r>
    </w:p>
    <w:p w:rsidR="00000000" w:rsidDel="00000000" w:rsidP="00000000" w:rsidRDefault="00000000" w:rsidRPr="00000000" w14:paraId="000000E2">
      <w:pPr>
        <w:spacing w:line="360" w:lineRule="auto"/>
        <w:ind w:left="-566.9291338582675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23. Личный кабинет воспитателя</w:t>
      </w:r>
    </w:p>
    <w:p w:rsidR="00000000" w:rsidDel="00000000" w:rsidP="00000000" w:rsidRDefault="00000000" w:rsidRPr="00000000" w14:paraId="000000E4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24. Управление занятиями</w:t>
      </w:r>
    </w:p>
    <w:p w:rsidR="00000000" w:rsidDel="00000000" w:rsidP="00000000" w:rsidRDefault="00000000" w:rsidRPr="00000000" w14:paraId="000000E6">
      <w:pPr>
        <w:spacing w:line="360" w:lineRule="auto"/>
        <w:ind w:left="-566.9291338582675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Нажав на кнопку “Список группы”, воспитатель переходит на страницу, где может отмечать детей, ставить им оценки и писать замечание, которые будут отображаться в личном кабинете родителя (Рисунок 25). Также воспитатель должен заполнить через форму ФИО человека, который забрал ребенка(Рисунок 26).</w:t>
      </w:r>
    </w:p>
    <w:p w:rsidR="00000000" w:rsidDel="00000000" w:rsidP="00000000" w:rsidRDefault="00000000" w:rsidRPr="00000000" w14:paraId="000000E7">
      <w:pPr>
        <w:spacing w:line="360" w:lineRule="auto"/>
        <w:ind w:left="-566.9291338582675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25. Управление детьми на занятиях </w:t>
      </w:r>
    </w:p>
    <w:p w:rsidR="00000000" w:rsidDel="00000000" w:rsidP="00000000" w:rsidRDefault="00000000" w:rsidRPr="00000000" w14:paraId="000000E9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337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ind w:left="-566.9291338582675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26. Данные человека, который забирает ребенка</w:t>
      </w:r>
    </w:p>
    <w:p w:rsidR="00000000" w:rsidDel="00000000" w:rsidP="00000000" w:rsidRDefault="00000000" w:rsidRPr="00000000" w14:paraId="000000EB">
      <w:pPr>
        <w:pStyle w:val="Heading2"/>
        <w:numPr>
          <w:ilvl w:val="1"/>
          <w:numId w:val="2"/>
        </w:numPr>
        <w:ind w:left="792" w:hanging="432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sk47eu6tbu6m" w:id="35"/>
      <w:bookmarkEnd w:id="35"/>
      <w:r w:rsidDel="00000000" w:rsidR="00000000" w:rsidRPr="00000000">
        <w:rPr>
          <w:rtl w:val="0"/>
        </w:rPr>
        <w:t xml:space="preserve"> Проектирование базы данных образовательной платформы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проектировании базы данных для сервиса было принято решение использовать MySQL в качестве СУБД. MySQL позволяет создавать базы данных, таблицы и выполнить запросы к данным, обеспечивая высокую производительность и надежность. </w:t>
      </w:r>
    </w:p>
    <w:p w:rsidR="00000000" w:rsidDel="00000000" w:rsidP="00000000" w:rsidRDefault="00000000" w:rsidRPr="00000000" w14:paraId="000000ED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Было решено использовать MySQL в связке с инструментом phpMyAdmin для удобства управления данными. С помощью него была создана база данных, проводились изменения таблиц, производился поиск и анализ данных. </w:t>
      </w:r>
    </w:p>
    <w:p w:rsidR="00000000" w:rsidDel="00000000" w:rsidP="00000000" w:rsidRDefault="00000000" w:rsidRPr="00000000" w14:paraId="000000EE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База данных под названием “baby” имеет следующую структуру:</w:t>
      </w:r>
    </w:p>
    <w:p w:rsidR="00000000" w:rsidDel="00000000" w:rsidP="00000000" w:rsidRDefault="00000000" w:rsidRPr="00000000" w14:paraId="000000EF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back - таблица, в которой хранится поста пользователя, запросившего смену пароля, и статус заявки;</w:t>
      </w:r>
    </w:p>
    <w:p w:rsidR="00000000" w:rsidDel="00000000" w:rsidP="00000000" w:rsidRDefault="00000000" w:rsidRPr="00000000" w14:paraId="000000F0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breakfast - в данной таблице находится информация о завтраках;</w:t>
      </w:r>
    </w:p>
    <w:p w:rsidR="00000000" w:rsidDel="00000000" w:rsidP="00000000" w:rsidRDefault="00000000" w:rsidRPr="00000000" w14:paraId="000000F1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branch - таблица для записи обедов;</w:t>
      </w:r>
    </w:p>
    <w:p w:rsidR="00000000" w:rsidDel="00000000" w:rsidP="00000000" w:rsidRDefault="00000000" w:rsidRPr="00000000" w14:paraId="000000F2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child - таблица со всей информацией о ребенке: ФИО, id родителя и группы, дата рождения;</w:t>
      </w:r>
    </w:p>
    <w:p w:rsidR="00000000" w:rsidDel="00000000" w:rsidP="00000000" w:rsidRDefault="00000000" w:rsidRPr="00000000" w14:paraId="000000F3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data_menu - таблица с информацией о текущем меню;</w:t>
      </w:r>
    </w:p>
    <w:p w:rsidR="00000000" w:rsidDel="00000000" w:rsidP="00000000" w:rsidRDefault="00000000" w:rsidRPr="00000000" w14:paraId="000000F4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dinner - таблица с информацией об ужине;</w:t>
      </w:r>
    </w:p>
    <w:p w:rsidR="00000000" w:rsidDel="00000000" w:rsidP="00000000" w:rsidRDefault="00000000" w:rsidRPr="00000000" w14:paraId="000000F5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file - здесь хранится путь к файлу, который загружался в чате, и id соответствующего сообщения</w:t>
      </w:r>
    </w:p>
    <w:p w:rsidR="00000000" w:rsidDel="00000000" w:rsidP="00000000" w:rsidRDefault="00000000" w:rsidRPr="00000000" w14:paraId="000000F6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lesson - таблица, которая содержит в себе информацию о занятие, дату проведения, id группу и воспитателя;</w:t>
      </w:r>
    </w:p>
    <w:p w:rsidR="00000000" w:rsidDel="00000000" w:rsidP="00000000" w:rsidRDefault="00000000" w:rsidRPr="00000000" w14:paraId="000000F7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lunch - таблица с информацией о ланче;</w:t>
      </w:r>
    </w:p>
    <w:p w:rsidR="00000000" w:rsidDel="00000000" w:rsidP="00000000" w:rsidRDefault="00000000" w:rsidRPr="00000000" w14:paraId="000000F8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message - таблица со всеми сообщениями из чата с привязкой к определенной группе и определенному пользователю;</w:t>
      </w:r>
    </w:p>
    <w:p w:rsidR="00000000" w:rsidDel="00000000" w:rsidP="00000000" w:rsidRDefault="00000000" w:rsidRPr="00000000" w14:paraId="000000F9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omission - здесь хранится информация об успеваемости детей;</w:t>
      </w:r>
    </w:p>
    <w:p w:rsidR="00000000" w:rsidDel="00000000" w:rsidP="00000000" w:rsidRDefault="00000000" w:rsidRPr="00000000" w14:paraId="000000FA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submission - таблица с заявками;</w:t>
      </w:r>
    </w:p>
    <w:p w:rsidR="00000000" w:rsidDel="00000000" w:rsidP="00000000" w:rsidRDefault="00000000" w:rsidRPr="00000000" w14:paraId="000000FB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team - в таблице находится информация о группах;</w:t>
      </w:r>
    </w:p>
    <w:p w:rsidR="00000000" w:rsidDel="00000000" w:rsidP="00000000" w:rsidRDefault="00000000" w:rsidRPr="00000000" w14:paraId="000000FC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user - в данной таблице хранится вся информация о зарегистрированных пользователях.</w:t>
      </w:r>
    </w:p>
    <w:p w:rsidR="00000000" w:rsidDel="00000000" w:rsidP="00000000" w:rsidRDefault="00000000" w:rsidRPr="00000000" w14:paraId="000000FD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numPr>
          <w:ilvl w:val="1"/>
          <w:numId w:val="2"/>
        </w:numPr>
        <w:ind w:left="792" w:hanging="432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i88iclbthl5u" w:id="36"/>
      <w:bookmarkEnd w:id="36"/>
      <w:r w:rsidDel="00000000" w:rsidR="00000000" w:rsidRPr="00000000">
        <w:rPr>
          <w:rtl w:val="0"/>
        </w:rPr>
        <w:t xml:space="preserve"> Разработка клиентской части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разработке клиентской части сайта использовались HTML, CSS и JavaScript для создания интерактивных и привлекательных web-страниц. </w:t>
      </w:r>
    </w:p>
    <w:p w:rsidR="00000000" w:rsidDel="00000000" w:rsidP="00000000" w:rsidRDefault="00000000" w:rsidRPr="00000000" w14:paraId="00000100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стили прописаны в отдельном файле style.css. Скрипт JavaScript внедрялся непосредственно в некоторые файлы php.</w:t>
      </w:r>
    </w:p>
    <w:p w:rsidR="00000000" w:rsidDel="00000000" w:rsidP="00000000" w:rsidRDefault="00000000" w:rsidRPr="00000000" w14:paraId="00000101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Каждая страница клиентской части прописана в отдельном файле.</w:t>
      </w:r>
    </w:p>
    <w:p w:rsidR="00000000" w:rsidDel="00000000" w:rsidP="00000000" w:rsidRDefault="00000000" w:rsidRPr="00000000" w14:paraId="00000102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файле header.php прописан код для шапки сайта, а также всплывающее окно для подачи заявки и добавления нового занятия.</w:t>
      </w:r>
    </w:p>
    <w:p w:rsidR="00000000" w:rsidDel="00000000" w:rsidP="00000000" w:rsidRDefault="00000000" w:rsidRPr="00000000" w14:paraId="00000103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Файл index.php содержит разметочный код для главной страницы сайта.</w:t>
      </w:r>
    </w:p>
    <w:p w:rsidR="00000000" w:rsidDel="00000000" w:rsidP="00000000" w:rsidRDefault="00000000" w:rsidRPr="00000000" w14:paraId="00000104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файле menu.php, help.php, gosuslugi.php располагается код для страниц меню, справки и страница с баннером госуслуги соответственно.</w:t>
      </w:r>
    </w:p>
    <w:p w:rsidR="00000000" w:rsidDel="00000000" w:rsidP="00000000" w:rsidRDefault="00000000" w:rsidRPr="00000000" w14:paraId="00000105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Профили пользователей прописаны в файле profile.php. Код для каждого профиля прописан в одном файле, так как основу они имеют одинаковую, меняется лишь меню, которое я задаю в зависимости от роли пользователя, узнавая ее через запрос к базе данных.</w:t>
      </w:r>
    </w:p>
    <w:p w:rsidR="00000000" w:rsidDel="00000000" w:rsidP="00000000" w:rsidRDefault="00000000" w:rsidRPr="00000000" w14:paraId="0000010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Код для меню администратора прописан в следующих файлах: </w:t>
      </w:r>
    </w:p>
    <w:p w:rsidR="00000000" w:rsidDel="00000000" w:rsidP="00000000" w:rsidRDefault="00000000" w:rsidRPr="00000000" w14:paraId="00000107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"red_submission.php" - Новые заявки</w:t>
      </w:r>
    </w:p>
    <w:p w:rsidR="00000000" w:rsidDel="00000000" w:rsidP="00000000" w:rsidRDefault="00000000" w:rsidRPr="00000000" w14:paraId="00000108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"add_worker.php" - Добавить воспитателя</w:t>
      </w:r>
    </w:p>
    <w:p w:rsidR="00000000" w:rsidDel="00000000" w:rsidP="00000000" w:rsidRDefault="00000000" w:rsidRPr="00000000" w14:paraId="00000109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"add_group.php" - Управление группами</w:t>
      </w:r>
    </w:p>
    <w:p w:rsidR="00000000" w:rsidDel="00000000" w:rsidP="00000000" w:rsidRDefault="00000000" w:rsidRPr="00000000" w14:paraId="0000010A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"workers.php" - Управление аккаунтами</w:t>
      </w:r>
    </w:p>
    <w:p w:rsidR="00000000" w:rsidDel="00000000" w:rsidP="00000000" w:rsidRDefault="00000000" w:rsidRPr="00000000" w14:paraId="0000010B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"update_password.php" - Заявки на изменение пароля</w:t>
      </w:r>
    </w:p>
    <w:p w:rsidR="00000000" w:rsidDel="00000000" w:rsidP="00000000" w:rsidRDefault="00000000" w:rsidRPr="00000000" w14:paraId="0000010C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"red_menu.php" - Управление меню</w:t>
      </w:r>
    </w:p>
    <w:p w:rsidR="00000000" w:rsidDel="00000000" w:rsidP="00000000" w:rsidRDefault="00000000" w:rsidRPr="00000000" w14:paraId="0000010D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"appointment.php" - График посещаемости</w:t>
      </w:r>
    </w:p>
    <w:p w:rsidR="00000000" w:rsidDel="00000000" w:rsidP="00000000" w:rsidRDefault="00000000" w:rsidRPr="00000000" w14:paraId="0000010E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"appointment_2.php" - График успеваемости</w:t>
      </w:r>
    </w:p>
    <w:p w:rsidR="00000000" w:rsidDel="00000000" w:rsidP="00000000" w:rsidRDefault="00000000" w:rsidRPr="00000000" w14:paraId="0000010F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"all_info.php" - Полная сводка</w:t>
      </w:r>
    </w:p>
    <w:p w:rsidR="00000000" w:rsidDel="00000000" w:rsidP="00000000" w:rsidRDefault="00000000" w:rsidRPr="00000000" w14:paraId="00000110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чата для родителей и воспитателя находится в файле chat.php, для отображения успеваемости ребенка в аккаунте родителя - в performance.php, а код для управления занятиями и детей на них - в файлах lesson.php и omission.php.</w:t>
      </w:r>
    </w:p>
    <w:p w:rsidR="00000000" w:rsidDel="00000000" w:rsidP="00000000" w:rsidRDefault="00000000" w:rsidRPr="00000000" w14:paraId="00000111">
      <w:pPr>
        <w:pStyle w:val="Heading2"/>
        <w:numPr>
          <w:ilvl w:val="1"/>
          <w:numId w:val="2"/>
        </w:numPr>
        <w:ind w:left="792" w:hanging="432"/>
        <w:jc w:val="center"/>
      </w:pPr>
      <w:bookmarkStart w:colFirst="0" w:colLast="0" w:name="_bprhpdgklip" w:id="37"/>
      <w:bookmarkEnd w:id="37"/>
      <w:r w:rsidDel="00000000" w:rsidR="00000000" w:rsidRPr="00000000">
        <w:rPr>
          <w:rtl w:val="0"/>
        </w:rPr>
        <w:t xml:space="preserve"> Разработка серверной части платформы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Для начала устанавливаем соединение с базой данных с помощью mysqli_connect. Код для соединения находится в файле connect.php.</w:t>
      </w:r>
    </w:p>
    <w:p w:rsidR="00000000" w:rsidDel="00000000" w:rsidP="00000000" w:rsidRDefault="00000000" w:rsidRPr="00000000" w14:paraId="0000011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Код для входа в аккаунт и регистрации расположен в файлах singin.php и singup.php. </w:t>
      </w:r>
    </w:p>
    <w:p w:rsidR="00000000" w:rsidDel="00000000" w:rsidP="00000000" w:rsidRDefault="00000000" w:rsidRPr="00000000" w14:paraId="0000011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 файле logout.php находится код для выхода из аккаунта, а в файле profile_update - код, который отвечает за обновление пароля пользователя в базе данных. </w:t>
      </w:r>
    </w:p>
    <w:p w:rsidR="00000000" w:rsidDel="00000000" w:rsidP="00000000" w:rsidRDefault="00000000" w:rsidRPr="00000000" w14:paraId="0000011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Back.php содержит необходимую логику для восстановления пароля. </w:t>
      </w:r>
    </w:p>
    <w:p w:rsidR="00000000" w:rsidDel="00000000" w:rsidP="00000000" w:rsidRDefault="00000000" w:rsidRPr="00000000" w14:paraId="00000116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Check_load.php - код предназначен для скачивания файла из базы данных и вывода его на экран пользователю в браузере.</w:t>
      </w:r>
    </w:p>
    <w:p w:rsidR="00000000" w:rsidDel="00000000" w:rsidP="00000000" w:rsidRDefault="00000000" w:rsidRPr="00000000" w14:paraId="00000117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файле add_group.php помимо разметочного кода также расположен код для серверной части. В нем мы проверяем наличие имени группы, добавляем группу или меняем ее название, а также можем вовсе удалить группу.</w:t>
      </w:r>
    </w:p>
    <w:p w:rsidR="00000000" w:rsidDel="00000000" w:rsidP="00000000" w:rsidRDefault="00000000" w:rsidRPr="00000000" w14:paraId="00000118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файле add_workers у нас содержится код, в котором мы обрабатываем данные с формы, производим проверку на уникальность почты, если проверка прошла успешно, то добавляем нового пользователя в базу данных.</w:t>
      </w:r>
    </w:p>
    <w:p w:rsidR="00000000" w:rsidDel="00000000" w:rsidP="00000000" w:rsidRDefault="00000000" w:rsidRPr="00000000" w14:paraId="00000119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Файлы all_info.php, appointment.php, appointment2.php делают запрос к базе данных, извлекают оттуда необходимую информацию и выводят в виде таблице полную сводку, график посещаемости и график успеваемости соответственно.</w:t>
      </w:r>
    </w:p>
    <w:p w:rsidR="00000000" w:rsidDel="00000000" w:rsidP="00000000" w:rsidRDefault="00000000" w:rsidRPr="00000000" w14:paraId="0000011A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Chat.php отвечает за динамическое обновление чата, также здесь расположен код для загрузки файлов на сервер и записи сообщений в базу данных.</w:t>
      </w:r>
    </w:p>
    <w:p w:rsidR="00000000" w:rsidDel="00000000" w:rsidP="00000000" w:rsidRDefault="00000000" w:rsidRPr="00000000" w14:paraId="0000011B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Файл child.php перебирает данные из базы и вывод список детей с группой и без.  Кнопки "Убрать из группы" и "Добавить в группу" имеют соответствующие действия на сервере.</w:t>
      </w:r>
    </w:p>
    <w:p w:rsidR="00000000" w:rsidDel="00000000" w:rsidP="00000000" w:rsidRDefault="00000000" w:rsidRPr="00000000" w14:paraId="0000011C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После выполнения кода из delete.php, заявка с указанным ID будет удалена из базы данных, и пользователь будет перенаправлен на страницу профиля.</w:t>
      </w:r>
    </w:p>
    <w:p w:rsidR="00000000" w:rsidDel="00000000" w:rsidP="00000000" w:rsidRDefault="00000000" w:rsidRPr="00000000" w14:paraId="0000011D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Файлы excel.php и excel2.php отправляют запрос к базе данных для получения посещаемости и успеваемости ребенка, обрабатывает полученные данные и формирует Excel файла для скачивания. </w:t>
      </w:r>
    </w:p>
    <w:p w:rsidR="00000000" w:rsidDel="00000000" w:rsidP="00000000" w:rsidRDefault="00000000" w:rsidRPr="00000000" w14:paraId="0000011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Group.php отправляет запрос к базе данных, обрабатывает запрос для отображения информации о воспитателях и детях в выбранной группе, а также позволяет удалять их из группы по нажатию на кнопку.</w:t>
      </w:r>
    </w:p>
    <w:p w:rsidR="00000000" w:rsidDel="00000000" w:rsidP="00000000" w:rsidRDefault="00000000" w:rsidRPr="00000000" w14:paraId="0000011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С помощью файла lesson.php происходит управление занятиями, их создание и удаление.</w:t>
      </w:r>
    </w:p>
    <w:p w:rsidR="00000000" w:rsidDel="00000000" w:rsidP="00000000" w:rsidRDefault="00000000" w:rsidRPr="00000000" w14:paraId="0000012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Файл mentor.php позволяет нам прикреплять воспитателя к определенной группе или откреплять его от нее, также делает запрос к базе данных для вывода информации о воспитателях с группами и без.</w:t>
      </w:r>
    </w:p>
    <w:p w:rsidR="00000000" w:rsidDel="00000000" w:rsidP="00000000" w:rsidRDefault="00000000" w:rsidRPr="00000000" w14:paraId="0000012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Menu.php делает запрос к базе для дальнейшего отображения меню на вкладке “Питание”.</w:t>
      </w:r>
    </w:p>
    <w:p w:rsidR="00000000" w:rsidDel="00000000" w:rsidP="00000000" w:rsidRDefault="00000000" w:rsidRPr="00000000" w14:paraId="0000012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Файл omission.php позволяет записывать в базу данных введенную информацию от воспитателя о успеваемости и посещении ребенка.</w:t>
      </w:r>
    </w:p>
    <w:p w:rsidR="00000000" w:rsidDel="00000000" w:rsidP="00000000" w:rsidRDefault="00000000" w:rsidRPr="00000000" w14:paraId="0000012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Performance.php исполняет код, который выводит информацию для родителя об успеваемости ребенка, делая и обрабатывая запрос к базе.</w:t>
      </w:r>
    </w:p>
    <w:p w:rsidR="00000000" w:rsidDel="00000000" w:rsidP="00000000" w:rsidRDefault="00000000" w:rsidRPr="00000000" w14:paraId="0000012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 файлах red_menu.php и red_submission.php содержится код, который записывает информацию об изменение меню и статуса заявки в базу данных.</w:t>
      </w:r>
    </w:p>
    <w:p w:rsidR="00000000" w:rsidDel="00000000" w:rsidP="00000000" w:rsidRDefault="00000000" w:rsidRPr="00000000" w14:paraId="0000012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Sbor.php предназначен для заноса данных о том, кто и когда забрал ребенка в базу.</w:t>
      </w:r>
    </w:p>
    <w:p w:rsidR="00000000" w:rsidDel="00000000" w:rsidP="00000000" w:rsidRDefault="00000000" w:rsidRPr="00000000" w14:paraId="0000012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Файл update_password.php записывает новый пароль пользователя от администратора в базу, а также позволяет удалить запрос на изменение пароля.</w:t>
      </w:r>
    </w:p>
    <w:p w:rsidR="00000000" w:rsidDel="00000000" w:rsidP="00000000" w:rsidRDefault="00000000" w:rsidRPr="00000000" w14:paraId="0000012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Workers.php направлен на занос измененных данных об аккаунте пользователей в базу данных.</w:t>
      </w:r>
    </w:p>
    <w:p w:rsidR="00000000" w:rsidDel="00000000" w:rsidP="00000000" w:rsidRDefault="00000000" w:rsidRPr="00000000" w14:paraId="0000012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1"/>
        <w:numPr>
          <w:ilvl w:val="0"/>
          <w:numId w:val="2"/>
        </w:numPr>
        <w:spacing w:after="0" w:before="240" w:line="360" w:lineRule="auto"/>
        <w:ind w:left="360"/>
        <w:jc w:val="center"/>
        <w:rPr/>
      </w:pPr>
      <w:bookmarkStart w:colFirst="0" w:colLast="0" w:name="_jrnzz3dcgo61" w:id="38"/>
      <w:bookmarkEnd w:id="3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 web-сервиса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2"/>
        <w:numPr>
          <w:ilvl w:val="1"/>
          <w:numId w:val="2"/>
        </w:numPr>
        <w:ind w:left="792" w:hanging="432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z53oa1dq3nxw" w:id="39"/>
      <w:bookmarkEnd w:id="39"/>
      <w:r w:rsidDel="00000000" w:rsidR="00000000" w:rsidRPr="00000000">
        <w:rPr>
          <w:rtl w:val="0"/>
        </w:rPr>
        <w:t xml:space="preserve">Тестирование интерфейса web-сервиса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 пользовательского интерфейса (UI) является важной частью разработки сайта, так как позволяет имитировать действия пользователя и убедиться в том, что web-сервис будет удобен для него, или выявить существенные недочеты.</w:t>
      </w:r>
    </w:p>
    <w:p w:rsidR="00000000" w:rsidDel="00000000" w:rsidP="00000000" w:rsidRDefault="00000000" w:rsidRPr="00000000" w14:paraId="0000014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проведения тестирования пользовательского интерфейса часто используют автоматизированные тесты, которые позволяют быстро и эффективно проверить работу интерфейса при различных условиях. </w:t>
      </w:r>
    </w:p>
    <w:p w:rsidR="00000000" w:rsidDel="00000000" w:rsidP="00000000" w:rsidRDefault="00000000" w:rsidRPr="00000000" w14:paraId="0000014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Для данного проекта был сделан выбор в пользу Selenium, который используется для автоматизации операций, выполняемых браузерами, основная область применения – автоматизация тестирования web-программ[4].</w:t>
      </w:r>
    </w:p>
    <w:p w:rsidR="00000000" w:rsidDel="00000000" w:rsidP="00000000" w:rsidRDefault="00000000" w:rsidRPr="00000000" w14:paraId="0000014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тестирование пользовательского интерфейса является неотъемлемой частью процесса разработки web-сервиса и позволяет убедиться в том, что приложение будет удобным и эффективным в использовании для пользователей.</w:t>
      </w:r>
    </w:p>
    <w:p w:rsidR="00000000" w:rsidDel="00000000" w:rsidP="00000000" w:rsidRDefault="00000000" w:rsidRPr="00000000" w14:paraId="00000144">
      <w:pPr>
        <w:pStyle w:val="Heading2"/>
        <w:numPr>
          <w:ilvl w:val="1"/>
          <w:numId w:val="2"/>
        </w:numPr>
        <w:ind w:left="792" w:hanging="432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tu2muqo1rg4s" w:id="40"/>
      <w:bookmarkEnd w:id="40"/>
      <w:r w:rsidDel="00000000" w:rsidR="00000000" w:rsidRPr="00000000">
        <w:rPr>
          <w:rtl w:val="0"/>
        </w:rPr>
        <w:t xml:space="preserve">Тестирование функционала web-сервиса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 функционала web-сервиса, также как и тестирование UI, играет весомую в разработке web-приложений. Этот процесс помогает убедиться в правильности работы всех функций сервиса и выявить возможные ошибки.</w:t>
      </w:r>
    </w:p>
    <w:p w:rsidR="00000000" w:rsidDel="00000000" w:rsidP="00000000" w:rsidRDefault="00000000" w:rsidRPr="00000000" w14:paraId="00000146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тестирования функционала web-сервиса часто используются автоматизированные тесты, которые могут быть написаны как на языках программирования (например, Java, Python), так и с использованием специализированных инструментов для тестирования web-приложений.</w:t>
      </w:r>
    </w:p>
    <w:p w:rsidR="00000000" w:rsidDel="00000000" w:rsidP="00000000" w:rsidRDefault="00000000" w:rsidRPr="00000000" w14:paraId="00000147">
      <w:pPr>
        <w:ind w:firstLine="720"/>
        <w:jc w:val="both"/>
        <w:rPr>
          <w:rFonts w:ascii="Times New Roman" w:cs="Times New Roman" w:eastAsia="Times New Roman" w:hAnsi="Times New Roman"/>
          <w:color w:val="21212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проекте тестирование функционала производилось с помощью Postman. </w:t>
      </w:r>
      <w:r w:rsidDel="00000000" w:rsidR="00000000" w:rsidRPr="00000000">
        <w:rPr>
          <w:rFonts w:ascii="Times New Roman" w:cs="Times New Roman" w:eastAsia="Times New Roman" w:hAnsi="Times New Roman"/>
          <w:color w:val="212121"/>
          <w:sz w:val="28"/>
          <w:szCs w:val="28"/>
          <w:highlight w:val="white"/>
          <w:rtl w:val="0"/>
        </w:rPr>
        <w:t xml:space="preserve">С его помощью можно отправлять запросы к API, чтобы тестировать и документировать работу бэкенда сайта [5]. </w:t>
      </w:r>
    </w:p>
    <w:p w:rsidR="00000000" w:rsidDel="00000000" w:rsidP="00000000" w:rsidRDefault="00000000" w:rsidRPr="00000000" w14:paraId="00000148">
      <w:pPr>
        <w:ind w:firstLine="720"/>
        <w:jc w:val="both"/>
        <w:rPr>
          <w:rFonts w:ascii="Times New Roman" w:cs="Times New Roman" w:eastAsia="Times New Roman" w:hAnsi="Times New Roman"/>
          <w:color w:val="21212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firstLine="720"/>
        <w:jc w:val="both"/>
        <w:rPr>
          <w:rFonts w:ascii="Times New Roman" w:cs="Times New Roman" w:eastAsia="Times New Roman" w:hAnsi="Times New Roman"/>
          <w:color w:val="21212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firstLine="720"/>
        <w:jc w:val="both"/>
        <w:rPr>
          <w:rFonts w:ascii="Times New Roman" w:cs="Times New Roman" w:eastAsia="Times New Roman" w:hAnsi="Times New Roman"/>
          <w:color w:val="21212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1"/>
        <w:spacing w:after="0" w:before="24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b6be2a9kftl" w:id="41"/>
      <w:bookmarkEnd w:id="4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Заключение</w:t>
      </w:r>
    </w:p>
    <w:p w:rsidR="00000000" w:rsidDel="00000000" w:rsidP="00000000" w:rsidRDefault="00000000" w:rsidRPr="00000000" w14:paraId="0000014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курсового проекта был разработан web-сервис для сети частных детских садов, который предоставляет удобный доступ для родителей к интересующей информации, а также позволяет администрации сада управлять некоторыми аспектами деятельности сада. Реализация данного проекта позволяет повысить эффективность работы детских садов, облегчает взаимодействие с родителями и воспитателями и автоматизирует некоторые процессы. </w:t>
      </w:r>
    </w:p>
    <w:p w:rsidR="00000000" w:rsidDel="00000000" w:rsidP="00000000" w:rsidRDefault="00000000" w:rsidRPr="00000000" w14:paraId="0000014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реализации проекта были использованы следующие технологии и программные средства:</w:t>
      </w:r>
    </w:p>
    <w:p w:rsidR="00000000" w:rsidDel="00000000" w:rsidP="00000000" w:rsidRDefault="00000000" w:rsidRPr="00000000" w14:paraId="0000014E">
      <w:pPr>
        <w:numPr>
          <w:ilvl w:val="0"/>
          <w:numId w:val="6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PHP для создания серверной части;</w:t>
      </w:r>
    </w:p>
    <w:p w:rsidR="00000000" w:rsidDel="00000000" w:rsidP="00000000" w:rsidRDefault="00000000" w:rsidRPr="00000000" w14:paraId="0000014F">
      <w:pPr>
        <w:numPr>
          <w:ilvl w:val="0"/>
          <w:numId w:val="6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HTML, CSS, JavaScript для создания клиентской части;</w:t>
      </w:r>
    </w:p>
    <w:p w:rsidR="00000000" w:rsidDel="00000000" w:rsidP="00000000" w:rsidRDefault="00000000" w:rsidRPr="00000000" w14:paraId="00000150">
      <w:pPr>
        <w:numPr>
          <w:ilvl w:val="0"/>
          <w:numId w:val="6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MySQL база данных;</w:t>
      </w:r>
    </w:p>
    <w:p w:rsidR="00000000" w:rsidDel="00000000" w:rsidP="00000000" w:rsidRDefault="00000000" w:rsidRPr="00000000" w14:paraId="00000151">
      <w:pPr>
        <w:numPr>
          <w:ilvl w:val="0"/>
          <w:numId w:val="6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VS Code основная среда разработки;</w:t>
      </w:r>
    </w:p>
    <w:p w:rsidR="00000000" w:rsidDel="00000000" w:rsidP="00000000" w:rsidRDefault="00000000" w:rsidRPr="00000000" w14:paraId="00000152">
      <w:pPr>
        <w:numPr>
          <w:ilvl w:val="0"/>
          <w:numId w:val="6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Postman для тестирования функционала;</w:t>
      </w:r>
    </w:p>
    <w:p w:rsidR="00000000" w:rsidDel="00000000" w:rsidP="00000000" w:rsidRDefault="00000000" w:rsidRPr="00000000" w14:paraId="00000153">
      <w:pPr>
        <w:numPr>
          <w:ilvl w:val="0"/>
          <w:numId w:val="6"/>
        </w:num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Selenium для тестирования пользовательского интерфейса.</w:t>
      </w:r>
    </w:p>
    <w:p w:rsidR="00000000" w:rsidDel="00000000" w:rsidP="00000000" w:rsidRDefault="00000000" w:rsidRPr="00000000" w14:paraId="0000015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firstLine="720"/>
        <w:jc w:val="both"/>
        <w:rPr>
          <w:rFonts w:ascii="Times New Roman" w:cs="Times New Roman" w:eastAsia="Times New Roman" w:hAnsi="Times New Roman"/>
          <w:color w:val="21212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1"/>
        <w:spacing w:after="0" w:before="24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810tw" w:id="42"/>
      <w:bookmarkEnd w:id="4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16A">
      <w:pPr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TheCode.Media [Электронный ресурс] - Режим доступа: </w:t>
      </w:r>
      <w:hyperlink r:id="rId3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https://thecode.media/mamp/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18.05.2024)</w:t>
      </w:r>
      <w:r w:rsidDel="00000000" w:rsidR="00000000" w:rsidRPr="00000000">
        <w:fldChar w:fldCharType="begin"/>
        <w:instrText xml:space="preserve"> HYPERLINK "https://otus.ru/journal/"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Outus Journal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[Электронный ресурс] - Режим доступа: 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https://otus.ru/journal/nachalo-raboty-s-visual-code-osobennosti-i-opisanie/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18.05.2024)</w:t>
      </w:r>
    </w:p>
    <w:p w:rsidR="00000000" w:rsidDel="00000000" w:rsidP="00000000" w:rsidRDefault="00000000" w:rsidRPr="00000000" w14:paraId="0000016C">
      <w:pPr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PHP [Электронный ресурс] - Режим доступа: 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https://www.php.net/manual/ru/intro-whatis.php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18.05.2024)</w:t>
      </w:r>
    </w:p>
    <w:p w:rsidR="00000000" w:rsidDel="00000000" w:rsidP="00000000" w:rsidRDefault="00000000" w:rsidRPr="00000000" w14:paraId="0000016D">
      <w:pPr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Outus Journal [Электронный ресурс] - Режим доступа: </w:t>
      </w:r>
      <w:hyperlink r:id="rId3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https://otus.ru/journal/selenium-i-nachalo-raboty-s-nim/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20.05.2024)</w:t>
      </w:r>
    </w:p>
    <w:p w:rsidR="00000000" w:rsidDel="00000000" w:rsidP="00000000" w:rsidRDefault="00000000" w:rsidRPr="00000000" w14:paraId="0000016E">
      <w:pPr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Хекслет [Электронный ресурс] - Режим доступа: </w:t>
      </w:r>
      <w:hyperlink r:id="rId3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https://ru.hexlet.io/blog/posts/postman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20.05.2024)</w:t>
      </w:r>
    </w:p>
    <w:p w:rsidR="00000000" w:rsidDel="00000000" w:rsidP="00000000" w:rsidRDefault="00000000" w:rsidRPr="00000000" w14:paraId="0000016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1"/>
        <w:spacing w:after="0" w:before="240"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i7ojhp" w:id="43"/>
      <w:bookmarkEnd w:id="4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1</w:t>
      </w:r>
    </w:p>
    <w:p w:rsidR="00000000" w:rsidDel="00000000" w:rsidP="00000000" w:rsidRDefault="00000000" w:rsidRPr="00000000" w14:paraId="0000017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Ссылка на репозиторий с проектом в GitHub: https://github.com/AngelinaMelnikova11/SuperBaby.git</w:t>
      </w:r>
    </w:p>
    <w:p w:rsidR="00000000" w:rsidDel="00000000" w:rsidP="00000000" w:rsidRDefault="00000000" w:rsidRPr="00000000" w14:paraId="0000018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1"/>
        <w:spacing w:after="0" w:before="24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xcytpi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38" w:type="default"/>
      <w:footerReference r:id="rId39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A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B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">
    <w:lvl w:ilvl="0">
      <w:start w:val="1"/>
      <w:numFmt w:val="decimal"/>
      <w:lvlText w:val="%1."/>
      <w:lvlJc w:val="right"/>
      <w:pPr>
        <w:ind w:left="360" w:hanging="360"/>
      </w:pPr>
      <w:rPr>
        <w:rFonts w:ascii="Times New Roman" w:cs="Times New Roman" w:eastAsia="Times New Roman" w:hAnsi="Times New Roman"/>
        <w:b w:val="0"/>
        <w:sz w:val="28"/>
        <w:szCs w:val="28"/>
      </w:rPr>
    </w:lvl>
    <w:lvl w:ilvl="1">
      <w:start w:val="1"/>
      <w:numFmt w:val="decimal"/>
      <w:lvlText w:val="%1.%2."/>
      <w:lvlJc w:val="right"/>
      <w:pPr>
        <w:ind w:left="792" w:hanging="432"/>
      </w:pPr>
      <w:rPr/>
    </w:lvl>
    <w:lvl w:ilvl="2">
      <w:start w:val="1"/>
      <w:numFmt w:val="decimal"/>
      <w:lvlText w:val="%1.%2.%3."/>
      <w:lvlJc w:val="right"/>
      <w:pPr>
        <w:ind w:left="1224" w:hanging="504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%3.%4."/>
      <w:lvlJc w:val="right"/>
      <w:pPr>
        <w:ind w:left="1728" w:hanging="647.9999999999998"/>
      </w:pPr>
      <w:rPr/>
    </w:lvl>
    <w:lvl w:ilvl="4">
      <w:start w:val="1"/>
      <w:numFmt w:val="decimal"/>
      <w:lvlText w:val="%1.%2.%3.%4.%5."/>
      <w:lvlJc w:val="right"/>
      <w:pPr>
        <w:ind w:left="2232" w:hanging="792"/>
      </w:pPr>
      <w:rPr/>
    </w:lvl>
    <w:lvl w:ilvl="5">
      <w:start w:val="1"/>
      <w:numFmt w:val="decimal"/>
      <w:lvlText w:val="%1.%2.%3.%4.%5.%6."/>
      <w:lvlJc w:val="right"/>
      <w:pPr>
        <w:ind w:left="2736" w:hanging="935.9999999999998"/>
      </w:pPr>
      <w:rPr/>
    </w:lvl>
    <w:lvl w:ilvl="6">
      <w:start w:val="1"/>
      <w:numFmt w:val="decimal"/>
      <w:lvlText w:val="%1.%2.%3.%4.%5.%6.%7."/>
      <w:lvlJc w:val="right"/>
      <w:pPr>
        <w:ind w:left="3240" w:hanging="1080"/>
      </w:pPr>
      <w:rPr/>
    </w:lvl>
    <w:lvl w:ilvl="7">
      <w:start w:val="1"/>
      <w:numFmt w:val="decimal"/>
      <w:lvlText w:val="%1.%2.%3.%4.%5.%6.%7.%8."/>
      <w:lvlJc w:val="righ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right"/>
      <w:pPr>
        <w:ind w:left="4320" w:hanging="144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="360" w:lineRule="auto"/>
      <w:ind w:left="1440" w:firstLine="0"/>
    </w:pPr>
    <w:rPr>
      <w:rFonts w:ascii="Times New Roman" w:cs="Times New Roman" w:eastAsia="Times New Roman" w:hAnsi="Times New Roman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8.png"/><Relationship Id="rId21" Type="http://schemas.openxmlformats.org/officeDocument/2006/relationships/image" Target="media/image11.png"/><Relationship Id="rId24" Type="http://schemas.openxmlformats.org/officeDocument/2006/relationships/image" Target="media/image24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4.png"/><Relationship Id="rId25" Type="http://schemas.openxmlformats.org/officeDocument/2006/relationships/image" Target="media/image17.png"/><Relationship Id="rId28" Type="http://schemas.openxmlformats.org/officeDocument/2006/relationships/image" Target="media/image21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1.png"/><Relationship Id="rId7" Type="http://schemas.openxmlformats.org/officeDocument/2006/relationships/image" Target="media/image22.png"/><Relationship Id="rId8" Type="http://schemas.openxmlformats.org/officeDocument/2006/relationships/image" Target="media/image3.png"/><Relationship Id="rId31" Type="http://schemas.openxmlformats.org/officeDocument/2006/relationships/image" Target="media/image4.png"/><Relationship Id="rId30" Type="http://schemas.openxmlformats.org/officeDocument/2006/relationships/image" Target="media/image19.png"/><Relationship Id="rId11" Type="http://schemas.openxmlformats.org/officeDocument/2006/relationships/image" Target="media/image12.png"/><Relationship Id="rId33" Type="http://schemas.openxmlformats.org/officeDocument/2006/relationships/hyperlink" Target="https://thecode.media/mamp/" TargetMode="External"/><Relationship Id="rId10" Type="http://schemas.openxmlformats.org/officeDocument/2006/relationships/image" Target="media/image15.png"/><Relationship Id="rId32" Type="http://schemas.openxmlformats.org/officeDocument/2006/relationships/image" Target="media/image16.png"/><Relationship Id="rId13" Type="http://schemas.openxmlformats.org/officeDocument/2006/relationships/image" Target="media/image5.png"/><Relationship Id="rId35" Type="http://schemas.openxmlformats.org/officeDocument/2006/relationships/hyperlink" Target="https://www.php.net/manual/ru/intro-whatis.php" TargetMode="External"/><Relationship Id="rId12" Type="http://schemas.openxmlformats.org/officeDocument/2006/relationships/image" Target="media/image10.png"/><Relationship Id="rId34" Type="http://schemas.openxmlformats.org/officeDocument/2006/relationships/hyperlink" Target="https://otus.ru/journal/nachalo-raboty-s-visual-code-osobennosti-i-opisanie/" TargetMode="External"/><Relationship Id="rId15" Type="http://schemas.openxmlformats.org/officeDocument/2006/relationships/image" Target="media/image23.png"/><Relationship Id="rId37" Type="http://schemas.openxmlformats.org/officeDocument/2006/relationships/hyperlink" Target="https://ru.hexlet.io/blog/posts/postman" TargetMode="External"/><Relationship Id="rId14" Type="http://schemas.openxmlformats.org/officeDocument/2006/relationships/image" Target="media/image13.png"/><Relationship Id="rId36" Type="http://schemas.openxmlformats.org/officeDocument/2006/relationships/hyperlink" Target="https://otus.ru/journal/selenium-i-nachalo-raboty-s-nim/" TargetMode="External"/><Relationship Id="rId17" Type="http://schemas.openxmlformats.org/officeDocument/2006/relationships/image" Target="media/image6.png"/><Relationship Id="rId39" Type="http://schemas.openxmlformats.org/officeDocument/2006/relationships/footer" Target="footer1.xml"/><Relationship Id="rId16" Type="http://schemas.openxmlformats.org/officeDocument/2006/relationships/image" Target="media/image20.png"/><Relationship Id="rId38" Type="http://schemas.openxmlformats.org/officeDocument/2006/relationships/footer" Target="footer2.xml"/><Relationship Id="rId19" Type="http://schemas.openxmlformats.org/officeDocument/2006/relationships/image" Target="media/image25.png"/><Relationship Id="rId1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